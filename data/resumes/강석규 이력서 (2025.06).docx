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left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1155344" cy="1155344"/>
            <wp:effectExtent b="0" l="0" r="0" t="0"/>
            <wp:wrapSquare wrapText="bothSides" distB="114300" distT="114300" distL="114300" distR="11430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44" cy="1155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pPr w:leftFromText="180" w:rightFromText="180" w:topFromText="180" w:bottomFromText="180" w:vertAnchor="margin" w:horzAnchor="margin" w:tblpX="5070" w:tblpY="75"/>
        <w:tblW w:w="3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3000"/>
        <w:tblGridChange w:id="0">
          <w:tblGrid>
            <w:gridCol w:w="960"/>
            <w:gridCol w:w="3000"/>
          </w:tblGrid>
        </w:tblGridChange>
      </w:tblGrid>
      <w:tr>
        <w:trPr>
          <w:cantSplit w:val="0"/>
          <w:trHeight w:val="439.98046875" w:hRule="atLeast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Phone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010-4200-5876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seokkyoo.kang@gmail.com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GitHub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https://github.com/AlgeMoya</w:t>
            </w:r>
          </w:p>
        </w:tc>
      </w:tr>
    </w:tbl>
    <w:p w:rsidR="00000000" w:rsidDel="00000000" w:rsidP="00000000" w:rsidRDefault="00000000" w:rsidRPr="00000000" w14:paraId="00000008">
      <w:pPr>
        <w:spacing w:line="240" w:lineRule="auto"/>
        <w:rPr>
          <w:rFonts w:ascii="Noto Sans KR" w:cs="Noto Sans KR" w:eastAsia="Noto Sans KR" w:hAnsi="Noto Sans KR"/>
          <w:b w:val="1"/>
          <w:sz w:val="52"/>
          <w:szCs w:val="52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52"/>
          <w:szCs w:val="52"/>
          <w:rtl w:val="0"/>
        </w:rPr>
        <w:t xml:space="preserve"> </w:t>
      </w:r>
      <w:commentRangeStart w:id="0"/>
      <w:r w:rsidDel="00000000" w:rsidR="00000000" w:rsidRPr="00000000">
        <w:rPr>
          <w:rFonts w:ascii="Noto Sans KR" w:cs="Noto Sans KR" w:eastAsia="Noto Sans KR" w:hAnsi="Noto Sans KR"/>
          <w:b w:val="1"/>
          <w:sz w:val="52"/>
          <w:szCs w:val="52"/>
          <w:rtl w:val="0"/>
        </w:rPr>
        <w:t xml:space="preserve">강석규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Frontend Engineer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소개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ind w:left="0" w:firstLine="0"/>
        <w:rPr>
          <w:ins w:author="김영준" w:id="0" w:date="2025-03-17T15:38:29Z"/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Next.js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TypeScript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반응형 웹 클라이언트를 개발할 수 있는 프론트엔드 개발자입니다. </w:t>
      </w:r>
      <w:ins w:author="김영준" w:id="0" w:date="2025-03-17T15:38:29Z">
        <w:commentRangeStart w:id="1"/>
        <w:r w:rsidDel="00000000" w:rsidR="00000000" w:rsidRPr="00000000">
          <w:rPr>
            <w:rtl w:val="0"/>
          </w:rPr>
        </w:r>
      </w:ins>
    </w:p>
    <w:p w:rsidR="00000000" w:rsidDel="00000000" w:rsidP="00000000" w:rsidRDefault="00000000" w:rsidRPr="00000000" w14:paraId="0000000E">
      <w:pPr>
        <w:ind w:left="0" w:firstLine="0"/>
        <w:rPr>
          <w:rFonts w:ascii="Noto Sans KR" w:cs="Noto Sans KR" w:eastAsia="Noto Sans KR" w:hAnsi="Noto Sans KR"/>
        </w:rPr>
      </w:pPr>
      <w:commentRangeEnd w:id="1"/>
      <w:r w:rsidDel="00000000" w:rsidR="00000000" w:rsidRPr="00000000">
        <w:commentReference w:id="1"/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End-to-End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프로젝트 리더 경험을 통해서 기획부터 배포까지 전반적인 개발 프로세스를 이해하였습니다.</w:t>
      </w:r>
    </w:p>
    <w:p w:rsidR="00000000" w:rsidDel="00000000" w:rsidP="00000000" w:rsidRDefault="00000000" w:rsidRPr="00000000" w14:paraId="0000000F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개발 효율 제고와 사용자 경험 향상을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API 폴링과 캐싱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API Mocking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컴포넌트 테스팅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적용한 경험이 </w:t>
      </w:r>
      <w:commentRangeStart w:id="2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있습니다.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Django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REST API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서버를 구축할 수 있으며,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Docker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컨테이너 환경을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AWS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클라우드로 배포할 수 있습니다.</w:t>
      </w:r>
    </w:p>
    <w:p w:rsidR="00000000" w:rsidDel="00000000" w:rsidP="00000000" w:rsidRDefault="00000000" w:rsidRPr="00000000" w14:paraId="00000011">
      <w:pPr>
        <w:ind w:left="0" w:firstLine="0"/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commentRangeStart w:id="3"/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프로젝트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5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Make your World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</w:t>
      </w:r>
      <w:commentRangeStart w:id="4"/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2023.07 ~ 2023.08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9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|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0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ChatGPT를 활용하여 장르, 배경, 등장인물 등의 대략적 설정을 입력하면 진행과 선택을 반복하는 대화형 진행으로 사용자가 원하는 스토리의 소설을 만들어주는 서비스. </w:t>
      </w:r>
    </w:p>
    <w:p w:rsidR="00000000" w:rsidDel="00000000" w:rsidP="00000000" w:rsidRDefault="00000000" w:rsidRPr="00000000" w14:paraId="00000029">
      <w:pPr>
        <w:spacing w:line="240" w:lineRule="auto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역할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Frontend, UI/UX, DevOps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기술 스택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React, TypeScript, Redux, Tailwind CSS, Swiper.js, Docker, Nginx, Sentry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개발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commentRangeStart w:id="5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클라이언트 단에서 발생한 오류의 종류, 발생 위치 등을 쉽게 확인할 수 있도록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Sentry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에러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모니터링 및 트래킹 시스템을 구축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하였습니다.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0" w:right="0" w:hanging="440"/>
        <w:jc w:val="both"/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ChatGPT로부터 받아온 소설 내용과,</w:t>
      </w:r>
      <w:ins w:author="김영준" w:id="1" w:date="2025-03-17T15:41:23Z">
        <w:commentRangeStart w:id="6"/>
        <w:r w:rsidDel="00000000" w:rsidR="00000000" w:rsidRPr="00000000">
          <w:rPr>
            <w:rFonts w:ascii="Noto Sans KR" w:cs="Noto Sans KR" w:eastAsia="Noto Sans KR" w:hAnsi="Noto Sans KR"/>
            <w:rtl w:val="0"/>
          </w:rPr>
          <w:t xml:space="preserve"> </w:t>
        </w:r>
      </w:ins>
      <w:commentRangeEnd w:id="6"/>
      <w:r w:rsidDel="00000000" w:rsidR="00000000" w:rsidRPr="00000000">
        <w:commentReference w:id="6"/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DALL-E로부터 받아온 삽화를 </w:t>
      </w:r>
      <w:commentRangeStart w:id="7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실제 책을 넘기는 것과 유사한 효과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표현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했습니다.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0" w:right="0" w:hanging="440"/>
        <w:jc w:val="both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Swiper.js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슬라이드 효과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구현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했으며, 소설 목록 페이지에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페이지네이션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적용하여 사용성을 개선했습니다.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POISON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2022.12 ~ 2023.01</w:t>
      </w:r>
    </w:p>
    <w:p w:rsidR="00000000" w:rsidDel="00000000" w:rsidP="00000000" w:rsidRDefault="00000000" w:rsidRPr="00000000" w14:paraId="00000039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이미지 인식 AI를 활용하여 독초를 판별함으로서, 약초를 독초로 착각하여 섭취하는 사고를 방지하는 서비스.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역할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Frontend, UI/UX, DevOps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기술 스택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React, TypeScript, Redux, Sass, Framer Motion, Storybook, Mock Service Worker, Sentry, Docker, Nginx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개발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  <w:u w:val="none"/>
        </w:rPr>
      </w:pPr>
      <w:commentRangeStart w:id="8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Mock Service Worker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API Mocking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구현으로 백엔드 의존성을 낮추고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프론트엔드 개발 속도를 향상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시켰습니다.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Storybook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사용한 컴포넌트 테스팅 환경을 구축해서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컴포넌트 단위에서 다양한 데이터를 적용한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빠른 테스팅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진행했습니다.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Tanstack-Query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폴링 방식의 비동기 API 통신과 캐싱을 적용하여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불필요한 네트워크 요청을 줄이고 랭킹 시스템 등에서의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사용자 경험을 향상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시켰습니다.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ApexChart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검색 빈도 랭킹을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하였으며,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Framer-Motion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사용한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애니메이션 효과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구현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으로 더욱 미려한 UI를 만들었습니다.</w:t>
      </w:r>
    </w:p>
    <w:p w:rsidR="00000000" w:rsidDel="00000000" w:rsidP="00000000" w:rsidRDefault="00000000" w:rsidRPr="00000000" w14:paraId="00000041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1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https://github.com/SVTeamB-POISON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43">
      <w:pPr>
        <w:spacing w:line="240" w:lineRule="auto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2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https://medium.com/@nowrobin3/poison-973f84627409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Cloverfeed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2023.12 ~ 2024.02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동료 간의 익명 피드백을 통해 서로 부담 없이 피드백을 남기고, 내 직무 상의 강점을 알 수 있는 웹 서비스.</w:t>
      </w:r>
    </w:p>
    <w:p w:rsidR="00000000" w:rsidDel="00000000" w:rsidP="00000000" w:rsidRDefault="00000000" w:rsidRPr="00000000" w14:paraId="00000048">
      <w:pPr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역할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Leader, Backend, Frontend, DevOps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기술 스택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Django, Django REST Framework, MySQL, React, TypeScript, Recoil, Axios, React Router, Vite, Tailwind CSS, Docker, NGINX, Gunicorn, Amazon EC2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개발 내용</w:t>
      </w:r>
    </w:p>
    <w:p w:rsidR="00000000" w:rsidDel="00000000" w:rsidP="00000000" w:rsidRDefault="00000000" w:rsidRPr="00000000" w14:paraId="0000004C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서비스 확장성과 보안 연결 문제를 해결하기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NGINX 로드밸런싱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과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Certbot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SSL 자동화를 구축하여 안정적인 대규모 트래픽 처리 환경을 구성했습니다.</w:t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피드백으로부터의 키워드 파악의 어려움을 해결하기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KoNLPy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기반의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키워드 추출 API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react-wordcloud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피드백 상의 키워드를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워드클라우드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직관적으로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했습니다.</w:t>
      </w:r>
    </w:p>
    <w:p w:rsidR="00000000" w:rsidDel="00000000" w:rsidP="00000000" w:rsidRDefault="00000000" w:rsidRPr="00000000" w14:paraId="0000004E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개발과 배포 환경 일관성 문제를 해결하기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Docker-Compose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컨테이너 기반 개발 환경을 구축하고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AWS EC2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배포함으로써 개발과 배포 환경의 일관성을 확보했습니다.</w:t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질문, 답변 작성 기능에서의 컴포넌트 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Props Drilling 문제를 해결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하기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Recoil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사용한 전역 상태 관리로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컴포넌트 간 데이터 전달과 네트워크 요청을 최적화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했습니다.</w:t>
      </w:r>
    </w:p>
    <w:p w:rsidR="00000000" w:rsidDel="00000000" w:rsidP="00000000" w:rsidRDefault="00000000" w:rsidRPr="00000000" w14:paraId="00000050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Django ORM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과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Django REST Framework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REST API 서버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개발했습니다.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여러 피드백에서 공통적으로 나타나는 키워드를 시각화하기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KoNLPy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라이브러리를 활용한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키워드 추출 API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개발하고, </w:t>
      </w:r>
      <w:del w:author="김영준" w:id="2" w:date="2025-03-17T15:49:43Z">
        <w:commentRangeStart w:id="9"/>
        <w:r w:rsidDel="00000000" w:rsidR="00000000" w:rsidRPr="00000000">
          <w:rPr>
            <w:rFonts w:ascii="Noto Sans KR" w:cs="Noto Sans KR" w:eastAsia="Noto Sans KR" w:hAnsi="Noto Sans KR"/>
            <w:rtl w:val="0"/>
          </w:rPr>
          <w:delText xml:space="preserve"> </w:delText>
        </w:r>
      </w:del>
      <w:commentRangeEnd w:id="9"/>
      <w:r w:rsidDel="00000000" w:rsidR="00000000" w:rsidRPr="00000000">
        <w:commentReference w:id="9"/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react-wordcloud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워드클라우드로 시각화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하였습니다.</w:t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commentRangeStart w:id="1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개발 및 배포 환경의 일관성 유지를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Docker-Compose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컨테이너 기반의 개발 및 배포 환경을 구축하고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AWS EC2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배포했습니다.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NGINX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로드 밸런싱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적용하여 대량의 트래픽 처리를 할 수 있게 했고,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Certbot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으로 SSL 인증서를 자동 발급하게 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HTTPS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적용했습니다.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질문과 답변 작성 기능에서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Recoil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전역 상태 관리를 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Props Drilling 문제를 해결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하고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네트워크 요청을 최적화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했습니다.</w:t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3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https://github.com/2023WinterBootCamp-Team-L/CloverFeed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59">
      <w:pPr>
        <w:rPr>
          <w:rFonts w:ascii="Noto Sans KR" w:cs="Noto Sans KR" w:eastAsia="Noto Sans KR" w:hAnsi="Noto Sans KR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4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https://medium.com/@hanhs3925/cloverfeed-40a53cbf1c17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활동</w:t>
      </w:r>
    </w:p>
    <w:p w:rsidR="00000000" w:rsidDel="00000000" w:rsidP="00000000" w:rsidRDefault="00000000" w:rsidRPr="00000000" w14:paraId="0000005B">
      <w:pPr>
        <w:spacing w:line="240" w:lineRule="auto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line="240" w:lineRule="auto"/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SW 개발자 커리어 그룹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Techeer 멤버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023.08 ~ 현재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[디캠프 X 테커] 2023 Winter 실리콘밸리 SW 부트캠프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2023.12 ~ 2024.02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원티드 프리온보딩 프론트엔드 인턴십 / 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2023.08 ~ 2023.10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[디캠프 X 테커] 2023 Summer 실리콘밸리 SW 부트캠프 / 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2023.06 ~ 2023.08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[티타임즈 X 테커] 2022 Winter 실리콘밸리 SW 부트캠프 / 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2022.12 ~ 2023.02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기술</w:t>
      </w:r>
    </w:p>
    <w:p w:rsidR="00000000" w:rsidDel="00000000" w:rsidP="00000000" w:rsidRDefault="00000000" w:rsidRPr="00000000" w14:paraId="00000063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Language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TypeScript, JavaScript, HTML, CSS, Python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Frontend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React.js, Next.js, Redux, Recoil, Sass, Styled-Components, Tailwind CSS, Bootstrap, Storybook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Backend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Django, Django REST Framework, MySQL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DevOps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Docker, NGINX, Amazon EC2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both"/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교육</w:t>
      </w:r>
    </w:p>
    <w:p w:rsidR="00000000" w:rsidDel="00000000" w:rsidP="00000000" w:rsidRDefault="00000000" w:rsidRPr="00000000" w14:paraId="0000006A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성결대학교 컴퓨터공학과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(GPA 4.02/4.5) / 2020.03 ~ 2024.02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851" w:footer="992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김영준" w:id="5" w:date="2025-03-17T15:53:13Z"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기술을 어필하는 방식이 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라는 문제를 해결하기 위해 B 라는 기술/방법을 사용하여 C 라는 결과를 냈습니다. 와 같은 포맷으로 작성해야 문제 해결능력과 기술에 대한 이해도를 알 수 있습니다.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전체적으로 어떤 문제나 원인을 해결하기 위해 개발한건지 드러나지 않아 문제가 있습니다.</w:t>
      </w:r>
    </w:p>
  </w:comment>
  <w:comment w:author="김영준" w:id="8" w:date="2025-03-17T15:48:54Z"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뭔가 여기 문장의 띄워쓰기 간격이 이상합니다</w:t>
      </w:r>
    </w:p>
  </w:comment>
  <w:comment w:author="김영준" w:id="6" w:date="2025-03-17T15:42:02Z"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띄워쓰기는 사소한 디테일인데 이런게 이력서를 얼마나 성의있게 썼는지 보이는 부분입니다. 디테일에 신경을 잘 쓰셔야 합니다.</w:t>
      </w:r>
    </w:p>
  </w:comment>
  <w:comment w:author="김영준" w:id="10" w:date="2025-03-17T15:50:36Z"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여기가 띄워쓰기 간격이 맞는거 같네요? 아무튼 하나로 통일하셔야 할거 같아요</w:t>
      </w:r>
    </w:p>
  </w:comment>
  <w:comment w:author="김영준" w:id="9" w:date="2025-03-17T15:49:59Z"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디테일 신경 쓰셔야 합니다</w:t>
      </w:r>
    </w:p>
  </w:comment>
  <w:comment w:author="김영준" w:id="4" w:date="2025-03-17T15:47:51Z"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프로젝트의 순서는 최신을 위에 두고 정렬을 하셔야 합니다.</w:t>
      </w:r>
    </w:p>
  </w:comment>
  <w:comment w:author="김영준" w:id="3" w:date="2025-03-17T15:40:55Z"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24년 2월 이후로는 프로젝트를 안하신건가요?</w:t>
      </w:r>
    </w:p>
  </w:comment>
  <w:comment w:author="김영준" w:id="2" w:date="2025-03-17T15:39:40Z"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문장은 줄의 70%를 넘긴 위치에서 끊어야 가독성이 좋습니다. 내용을 늘려서 두 줄로 만들거나 한줄로 끊어보세요.</w:t>
      </w:r>
    </w:p>
  </w:comment>
  <w:comment w:author="김영준" w:id="0" w:date="2025-03-17T15:55:06Z"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이력서를 자주 열어 보셔야 합니다. 지금의 이력서로는 어떤 프로젝트를 해도 제대로 어필할 수 없습니다. 최근에 이력서에 쓸 프로젝트가 없다고 하셨는데 제가 보기엔 이력서를 쓰는 방법을 몰라서 그러신게 아닌가 싶기도 합니다. 테커에서 진행한 이력서 작성에 대한 세션 영상이나 자료를 찾아보시면서 다시 써보시길 바랍니다.</w:t>
      </w:r>
    </w:p>
  </w:comment>
  <w:comment w:author="김영준" w:id="7" w:date="2025-03-17T15:45:57Z"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문장이 끊기는게 이상합니다. 넘기는 효과를 Swiper.js를 이용한거 같은데 Swiper가 들어가는 문장에는 또 페이지네이션 내용이 붙어있어서 읽기가 힘듭니다. 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GPT를 통해 기초적인 첨삭을 받아보시는걸 추천드립니다.</w:t>
      </w:r>
    </w:p>
  </w:comment>
  <w:comment w:author="김영준" w:id="1" w:date="2025-03-17T15:38:51Z"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문장을 끊는 방식을 통일하면 좋겠습니다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Arial Unicode MS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KoPubWorldDotum_Pro Mediu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>
        <w:widowControl w:val="0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</w:pPr>
    <w:rPr>
      <w:rFonts w:ascii="Calibri" w:cs="Calibri" w:eastAsia="Calibri" w:hAnsi="Calibri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Calibri" w:cs="Calibri" w:eastAsia="Calibri" w:hAnsi="Calibri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SVTeamB-POISON" TargetMode="External"/><Relationship Id="rId10" Type="http://schemas.openxmlformats.org/officeDocument/2006/relationships/hyperlink" Target="https://medium.com/@chan4im/2023-silicon-valley-summer-bootcamp-chag-p-t-make-your-own-story-8421e5f6c3e9" TargetMode="External"/><Relationship Id="rId13" Type="http://schemas.openxmlformats.org/officeDocument/2006/relationships/hyperlink" Target="https://github.com/2023WinterBootCamp-Team-L/CloverFeed" TargetMode="External"/><Relationship Id="rId12" Type="http://schemas.openxmlformats.org/officeDocument/2006/relationships/hyperlink" Target="https://medium.com/@nowrobin3/poison-973f84627409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github.com/2023SVBootcamp-Team-A/project" TargetMode="External"/><Relationship Id="rId14" Type="http://schemas.openxmlformats.org/officeDocument/2006/relationships/hyperlink" Target="https://medium.com/@hanhs3925/cloverfeed-40a53cbf1c17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.jp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